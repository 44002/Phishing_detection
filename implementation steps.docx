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E9F5213" w14:textId="77777777" w:rsidR="00564F0A" w:rsidRPr="00D90693" w:rsidRDefault="00564F0A" w:rsidP="00D90693">
      <w:pPr>
        <w:ind w:right="-755"/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D90693">
        <w:rPr>
          <w:rFonts w:ascii="Times New Roman" w:hAnsi="Times New Roman" w:cs="Times New Roman"/>
          <w:b/>
          <w:bCs/>
          <w:sz w:val="28"/>
          <w:szCs w:val="28"/>
          <w:lang w:val="en-US"/>
        </w:rPr>
        <w:t>OPTIMIZED PHISHING</w:t>
      </w:r>
      <w:r w:rsidRPr="00D90693">
        <w:rPr>
          <w:b/>
          <w:bCs/>
          <w:sz w:val="28"/>
          <w:szCs w:val="28"/>
          <w:lang w:val="en-US"/>
        </w:rPr>
        <w:t xml:space="preserve">   </w:t>
      </w:r>
      <w:r w:rsidRPr="00D90693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DETECTION THROUGH URL ANALYSIS BY A </w:t>
      </w:r>
    </w:p>
    <w:p w14:paraId="2822A9B5" w14:textId="111C4E5D" w:rsidR="0092214C" w:rsidRPr="00D90693" w:rsidRDefault="00564F0A" w:rsidP="00564F0A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D90693">
        <w:rPr>
          <w:rFonts w:ascii="Times New Roman" w:hAnsi="Times New Roman" w:cs="Times New Roman"/>
          <w:b/>
          <w:bCs/>
          <w:sz w:val="28"/>
          <w:szCs w:val="28"/>
          <w:lang w:val="en-US"/>
        </w:rPr>
        <w:t>GRADIENT BOOSTING -RNN ENSEMBLE</w:t>
      </w:r>
    </w:p>
    <w:p w14:paraId="4E9DD67B" w14:textId="77777777" w:rsidR="00564F0A" w:rsidRDefault="00564F0A" w:rsidP="00564F0A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6C56116" w14:textId="3D161024" w:rsidR="00564F0A" w:rsidRDefault="00564F0A" w:rsidP="00564F0A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IMPLEMENTATION STEPS:</w:t>
      </w:r>
    </w:p>
    <w:p w14:paraId="512D2168" w14:textId="77777777" w:rsidR="009C1968" w:rsidRDefault="00564F0A" w:rsidP="009C1968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564F0A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1.Dataset </w:t>
      </w:r>
    </w:p>
    <w:p w14:paraId="03AF41CA" w14:textId="37230B1F" w:rsidR="009C1968" w:rsidRPr="00E37032" w:rsidRDefault="009C1968" w:rsidP="00C36FA5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9C1968">
        <w:rPr>
          <w:rFonts w:ascii="Times New Roman" w:hAnsi="Times New Roman" w:cs="Times New Roman"/>
          <w:sz w:val="28"/>
          <w:szCs w:val="28"/>
          <w:lang w:val="en-US"/>
        </w:rPr>
        <w:t>The dataset is collected form Kaggle as csv file</w:t>
      </w:r>
    </w:p>
    <w:p w14:paraId="3E2E872A" w14:textId="187F9326" w:rsidR="00BE58F3" w:rsidRPr="00335105" w:rsidRDefault="00564F0A" w:rsidP="00335105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BE58F3">
        <w:rPr>
          <w:rFonts w:ascii="Times New Roman" w:hAnsi="Times New Roman" w:cs="Times New Roman"/>
          <w:sz w:val="28"/>
          <w:szCs w:val="28"/>
          <w:lang w:val="en-US"/>
        </w:rPr>
        <w:t xml:space="preserve">The </w:t>
      </w:r>
      <w:r w:rsidR="00C36FA5">
        <w:rPr>
          <w:rFonts w:ascii="Times New Roman" w:hAnsi="Times New Roman" w:cs="Times New Roman"/>
          <w:sz w:val="28"/>
          <w:szCs w:val="28"/>
          <w:lang w:val="en-US"/>
        </w:rPr>
        <w:t>file contains the dataset about good and bad URLs.</w:t>
      </w:r>
    </w:p>
    <w:p w14:paraId="1B6BBD76" w14:textId="0F3367B5" w:rsidR="001A14A9" w:rsidRDefault="00BE58F3" w:rsidP="00BE58F3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BE58F3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2. </w:t>
      </w:r>
      <w:r w:rsidR="001A14A9">
        <w:rPr>
          <w:rFonts w:ascii="Times New Roman" w:hAnsi="Times New Roman" w:cs="Times New Roman"/>
          <w:b/>
          <w:bCs/>
          <w:sz w:val="28"/>
          <w:szCs w:val="28"/>
          <w:lang w:val="en-US"/>
        </w:rPr>
        <w:t>Steps to import Dataset</w:t>
      </w:r>
    </w:p>
    <w:p w14:paraId="5118C1E7" w14:textId="31D4A2EB" w:rsidR="00BB7BAD" w:rsidRDefault="006011C2" w:rsidP="00BE58F3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Open the folder and in the vscode </w:t>
      </w:r>
    </w:p>
    <w:p w14:paraId="5435C1A7" w14:textId="050E171A" w:rsidR="00D22639" w:rsidRPr="00D22639" w:rsidRDefault="00D22639" w:rsidP="00D22639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22639">
        <w:rPr>
          <w:rFonts w:ascii="Times New Roman" w:hAnsi="Times New Roman" w:cs="Times New Roman"/>
          <w:sz w:val="28"/>
          <w:szCs w:val="28"/>
        </w:rPr>
        <w:t xml:space="preserve">  The .csv file is imported using </w:t>
      </w:r>
      <w:r w:rsidRPr="00D22639">
        <w:rPr>
          <w:rFonts w:ascii="Times New Roman" w:hAnsi="Times New Roman" w:cs="Times New Roman"/>
          <w:b/>
          <w:bCs/>
          <w:sz w:val="28"/>
          <w:szCs w:val="28"/>
        </w:rPr>
        <w:t>Pandas</w:t>
      </w:r>
      <w:r w:rsidRPr="00D22639">
        <w:rPr>
          <w:rFonts w:ascii="Times New Roman" w:hAnsi="Times New Roman" w:cs="Times New Roman"/>
          <w:sz w:val="28"/>
          <w:szCs w:val="28"/>
        </w:rPr>
        <w:t>.</w:t>
      </w:r>
    </w:p>
    <w:p w14:paraId="2D52F411" w14:textId="6BF29783" w:rsidR="00D22639" w:rsidRPr="00D22639" w:rsidRDefault="00D22639" w:rsidP="00D22639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22639">
        <w:rPr>
          <w:rFonts w:ascii="Times New Roman" w:hAnsi="Times New Roman" w:cs="Times New Roman"/>
          <w:sz w:val="28"/>
          <w:szCs w:val="28"/>
        </w:rPr>
        <w:t xml:space="preserve"> The labels in the dataset are verified to be in </w:t>
      </w:r>
      <w:r w:rsidRPr="00D22639">
        <w:rPr>
          <w:rFonts w:ascii="Times New Roman" w:hAnsi="Times New Roman" w:cs="Times New Roman"/>
          <w:b/>
          <w:bCs/>
          <w:sz w:val="28"/>
          <w:szCs w:val="28"/>
        </w:rPr>
        <w:t>binary format (0 or 1)</w:t>
      </w:r>
      <w:r w:rsidRPr="00D22639">
        <w:rPr>
          <w:rFonts w:ascii="Times New Roman" w:hAnsi="Times New Roman" w:cs="Times New Roman"/>
          <w:sz w:val="28"/>
          <w:szCs w:val="28"/>
        </w:rPr>
        <w:t>.</w:t>
      </w:r>
    </w:p>
    <w:p w14:paraId="2A1191BA" w14:textId="1B3D293D" w:rsidR="00391079" w:rsidRPr="00391079" w:rsidRDefault="00D22639" w:rsidP="00391079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22639">
        <w:rPr>
          <w:rFonts w:ascii="Times New Roman" w:hAnsi="Times New Roman" w:cs="Times New Roman"/>
          <w:sz w:val="28"/>
          <w:szCs w:val="28"/>
        </w:rPr>
        <w:t xml:space="preserve"> The dataset is split into </w:t>
      </w:r>
      <w:r w:rsidRPr="00D22639">
        <w:rPr>
          <w:rFonts w:ascii="Times New Roman" w:hAnsi="Times New Roman" w:cs="Times New Roman"/>
          <w:b/>
          <w:bCs/>
          <w:sz w:val="28"/>
          <w:szCs w:val="28"/>
        </w:rPr>
        <w:t>training and testing sets</w:t>
      </w:r>
      <w:r w:rsidRPr="00D22639">
        <w:rPr>
          <w:rFonts w:ascii="Times New Roman" w:hAnsi="Times New Roman" w:cs="Times New Roman"/>
          <w:sz w:val="28"/>
          <w:szCs w:val="28"/>
        </w:rPr>
        <w:t xml:space="preserve"> using an </w:t>
      </w:r>
      <w:r w:rsidRPr="00D22639">
        <w:rPr>
          <w:rFonts w:ascii="Times New Roman" w:hAnsi="Times New Roman" w:cs="Times New Roman"/>
          <w:b/>
          <w:bCs/>
          <w:sz w:val="28"/>
          <w:szCs w:val="28"/>
        </w:rPr>
        <w:t>80:20 ratio</w:t>
      </w:r>
      <w:r w:rsidRPr="00D22639">
        <w:rPr>
          <w:rFonts w:ascii="Times New Roman" w:hAnsi="Times New Roman" w:cs="Times New Roman"/>
          <w:sz w:val="28"/>
          <w:szCs w:val="28"/>
        </w:rPr>
        <w:t xml:space="preserve"> via train_test_split from Scikit-learn.</w:t>
      </w:r>
    </w:p>
    <w:p w14:paraId="5170C913" w14:textId="45A70A2F" w:rsidR="00391079" w:rsidRPr="006D20F9" w:rsidRDefault="00BE58F3" w:rsidP="006D20F9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BE58F3">
        <w:rPr>
          <w:rFonts w:ascii="Times New Roman" w:hAnsi="Times New Roman" w:cs="Times New Roman"/>
          <w:sz w:val="28"/>
          <w:szCs w:val="28"/>
        </w:rPr>
        <w:t>The dataset is then split into training and testing sets in an 80:20 ratio using random sampling.</w:t>
      </w:r>
    </w:p>
    <w:p w14:paraId="0BBC2C9E" w14:textId="2AF8A657" w:rsidR="009B4B7D" w:rsidRPr="009B4B7D" w:rsidRDefault="009B4B7D" w:rsidP="009B4B7D">
      <w:pPr>
        <w:pStyle w:val="ListParagraph"/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</w:pPr>
      <w:r w:rsidRPr="009B4B7D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  </w:t>
      </w:r>
      <w:r w:rsidRPr="009B4B7D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en-IN"/>
          <w14:ligatures w14:val="none"/>
        </w:rPr>
        <w:t>pandas</w:t>
      </w:r>
      <w:r w:rsidRPr="009B4B7D"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  <w:t xml:space="preserve"> for data manipulation</w:t>
      </w:r>
    </w:p>
    <w:p w14:paraId="4D086DE2" w14:textId="201215E0" w:rsidR="009B4B7D" w:rsidRPr="009B4B7D" w:rsidRDefault="009B4B7D" w:rsidP="009B4B7D">
      <w:pPr>
        <w:pStyle w:val="ListParagraph"/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</w:pPr>
      <w:r w:rsidRPr="009B4B7D"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  <w:t xml:space="preserve">  </w:t>
      </w:r>
      <w:r w:rsidRPr="009B4B7D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en-IN"/>
          <w14:ligatures w14:val="none"/>
        </w:rPr>
        <w:t>numpy</w:t>
      </w:r>
      <w:r w:rsidRPr="009B4B7D"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  <w:t xml:space="preserve"> for numerical operations</w:t>
      </w:r>
    </w:p>
    <w:p w14:paraId="576C51B0" w14:textId="70DDE3AD" w:rsidR="009B4B7D" w:rsidRPr="009B4B7D" w:rsidRDefault="009B4B7D" w:rsidP="009B4B7D">
      <w:pPr>
        <w:pStyle w:val="ListParagraph"/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</w:pPr>
      <w:r w:rsidRPr="009B4B7D"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  <w:t xml:space="preserve">  </w:t>
      </w:r>
      <w:r w:rsidRPr="009B4B7D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en-IN"/>
          <w14:ligatures w14:val="none"/>
        </w:rPr>
        <w:t>scikit-learn</w:t>
      </w:r>
      <w:r w:rsidRPr="009B4B7D"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  <w:t xml:space="preserve"> for splitting and preprocessing</w:t>
      </w:r>
    </w:p>
    <w:p w14:paraId="041DB9F4" w14:textId="77777777" w:rsidR="00D22639" w:rsidRPr="00BE58F3" w:rsidRDefault="00D22639" w:rsidP="009B4B7D">
      <w:pPr>
        <w:pStyle w:val="ListParagraph"/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5A754AC7" w14:textId="6304112D" w:rsidR="00BE58F3" w:rsidRDefault="00BE58F3" w:rsidP="00BE58F3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BE58F3">
        <w:rPr>
          <w:rFonts w:ascii="Times New Roman" w:hAnsi="Times New Roman" w:cs="Times New Roman"/>
          <w:b/>
          <w:bCs/>
          <w:sz w:val="28"/>
          <w:szCs w:val="28"/>
          <w:lang w:val="en-US"/>
        </w:rPr>
        <w:t>3. Feature Extraction</w:t>
      </w:r>
    </w:p>
    <w:p w14:paraId="27DA3D1C" w14:textId="7484E1B4" w:rsidR="004429B1" w:rsidRPr="006D20F9" w:rsidRDefault="004429B1" w:rsidP="004429B1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4429B1">
        <w:rPr>
          <w:rFonts w:ascii="Times New Roman" w:hAnsi="Times New Roman" w:cs="Times New Roman"/>
          <w:sz w:val="28"/>
          <w:szCs w:val="28"/>
        </w:rPr>
        <w:t>Two different techniques are used to process URLs:</w:t>
      </w:r>
    </w:p>
    <w:p w14:paraId="5A8B53B3" w14:textId="71D97D2A" w:rsidR="000E4782" w:rsidRPr="000E4782" w:rsidRDefault="006D20F9" w:rsidP="000E4782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Tf-idf  </w:t>
      </w:r>
      <w:r w:rsidR="00BA4D1A">
        <w:rPr>
          <w:rFonts w:ascii="Times New Roman" w:hAnsi="Times New Roman" w:cs="Times New Roman"/>
          <w:sz w:val="28"/>
          <w:szCs w:val="28"/>
        </w:rPr>
        <w:t>is trained and extracted features are saved as tfidf_vectorizer.pk</w:t>
      </w:r>
      <w:r w:rsidR="000E4782">
        <w:rPr>
          <w:rFonts w:ascii="Times New Roman" w:hAnsi="Times New Roman" w:cs="Times New Roman"/>
          <w:sz w:val="28"/>
          <w:szCs w:val="28"/>
        </w:rPr>
        <w:t>l</w:t>
      </w:r>
    </w:p>
    <w:p w14:paraId="0860EE48" w14:textId="552CF836" w:rsidR="00391079" w:rsidRPr="00475EC9" w:rsidRDefault="00BE58F3" w:rsidP="00391079">
      <w:pPr>
        <w:pStyle w:val="ListParagraph"/>
        <w:numPr>
          <w:ilvl w:val="0"/>
          <w:numId w:val="3"/>
        </w:num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BE58F3">
        <w:rPr>
          <w:rFonts w:ascii="Times New Roman" w:hAnsi="Times New Roman" w:cs="Times New Roman"/>
          <w:sz w:val="28"/>
          <w:szCs w:val="28"/>
        </w:rPr>
        <w:t>TF-IDF vectorization is used to convert URLs into numerical feature vectors for CatBoost and XGBoost models.</w:t>
      </w:r>
      <w:r w:rsidR="00391079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3D32DF0" w14:textId="3B708FFB" w:rsidR="00475EC9" w:rsidRPr="00391079" w:rsidRDefault="00475EC9" w:rsidP="00391079">
      <w:pPr>
        <w:pStyle w:val="ListParagraph"/>
        <w:numPr>
          <w:ilvl w:val="0"/>
          <w:numId w:val="3"/>
        </w:num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Tokenizer is trained as tokenizer.pkl</w:t>
      </w:r>
      <w:r w:rsidR="00B80CD3">
        <w:rPr>
          <w:rFonts w:ascii="Times New Roman" w:hAnsi="Times New Roman" w:cs="Times New Roman"/>
          <w:sz w:val="28"/>
          <w:szCs w:val="28"/>
        </w:rPr>
        <w:t xml:space="preserve"> and used for training </w:t>
      </w:r>
    </w:p>
    <w:p w14:paraId="6B2954B1" w14:textId="354BDD40" w:rsidR="00BE58F3" w:rsidRPr="007B5AC2" w:rsidRDefault="00BE58F3" w:rsidP="00BE58F3">
      <w:pPr>
        <w:pStyle w:val="ListParagraph"/>
        <w:numPr>
          <w:ilvl w:val="0"/>
          <w:numId w:val="3"/>
        </w:num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BE58F3">
        <w:rPr>
          <w:rFonts w:ascii="Times New Roman" w:hAnsi="Times New Roman" w:cs="Times New Roman"/>
          <w:sz w:val="28"/>
          <w:szCs w:val="28"/>
        </w:rPr>
        <w:t>Tokenizer and padding techniques are applied to the URLs to convert them into sequences suitable for input into the LSTM model.</w:t>
      </w:r>
    </w:p>
    <w:p w14:paraId="2120776D" w14:textId="77777777" w:rsidR="007B5AC2" w:rsidRPr="007B5AC2" w:rsidRDefault="007B5AC2" w:rsidP="007B5AC2">
      <w:p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5E1B3B08" w14:textId="55B49106" w:rsidR="00F173F6" w:rsidRDefault="00BE58F3" w:rsidP="00BE58F3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F173F6"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t xml:space="preserve">4. </w:t>
      </w:r>
      <w:r w:rsidR="00F173F6" w:rsidRPr="00F173F6">
        <w:rPr>
          <w:rFonts w:ascii="Times New Roman" w:hAnsi="Times New Roman" w:cs="Times New Roman"/>
          <w:b/>
          <w:bCs/>
          <w:sz w:val="28"/>
          <w:szCs w:val="28"/>
          <w:lang w:val="en-US"/>
        </w:rPr>
        <w:t>Model Training</w:t>
      </w:r>
    </w:p>
    <w:p w14:paraId="448431C9" w14:textId="6739A4E4" w:rsidR="00F173F6" w:rsidRPr="00F173F6" w:rsidRDefault="00F173F6" w:rsidP="00F173F6">
      <w:pPr>
        <w:pStyle w:val="ListParagraph"/>
        <w:numPr>
          <w:ilvl w:val="0"/>
          <w:numId w:val="4"/>
        </w:num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173F6">
        <w:rPr>
          <w:rFonts w:ascii="Times New Roman" w:hAnsi="Times New Roman" w:cs="Times New Roman"/>
          <w:sz w:val="28"/>
          <w:szCs w:val="28"/>
          <w:lang w:val="en-US"/>
        </w:rPr>
        <w:t>Three different Models are trained independently</w:t>
      </w:r>
    </w:p>
    <w:p w14:paraId="2D877A5C" w14:textId="3A8315AB" w:rsidR="00F173F6" w:rsidRDefault="00F173F6" w:rsidP="00F173F6">
      <w:pPr>
        <w:pStyle w:val="ListParagraph"/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F173F6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 </w:t>
      </w:r>
      <w:r w:rsidRPr="00111036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CatBoost Classifier</w:t>
      </w:r>
      <w:r w:rsidRPr="00F173F6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 is trained using the TF-IDF feature vectors.</w:t>
      </w:r>
    </w:p>
    <w:p w14:paraId="7DA96316" w14:textId="7DFA0B41" w:rsidR="007B5AC2" w:rsidRDefault="007B5AC2" w:rsidP="00F173F6">
      <w:pPr>
        <w:pStyle w:val="ListParagraph"/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Catboost is trained and  saved </w:t>
      </w:r>
      <w:ins w:id="0" w:author="Microsoft Word" w:date="2025-04-21T12:29:00Z" w16du:dateUtc="2025-04-21T06:59:00Z">
        <w:r w:rsidR="009A5974">
          <w:rPr>
            <w:rFonts w:ascii="Times New Roman" w:eastAsia="Times New Roman" w:hAnsi="Times New Roman" w:cs="Times New Roman"/>
            <w:kern w:val="0"/>
            <w:lang w:eastAsia="en-IN"/>
            <w14:ligatures w14:val="none"/>
          </w:rPr>
          <w:t>cat</w:t>
        </w:r>
        <w:r w:rsidR="006F329B">
          <w:rPr>
            <w:rFonts w:ascii="Times New Roman" w:eastAsia="Times New Roman" w:hAnsi="Times New Roman" w:cs="Times New Roman"/>
            <w:kern w:val="0"/>
            <w:lang w:eastAsia="en-IN"/>
            <w14:ligatures w14:val="none"/>
          </w:rPr>
          <w:t>_model.pkl</w:t>
        </w:r>
      </w:ins>
    </w:p>
    <w:p w14:paraId="596182F4" w14:textId="77777777" w:rsidR="00F173F6" w:rsidRPr="00F173F6" w:rsidRDefault="00F173F6" w:rsidP="00F173F6">
      <w:pPr>
        <w:pStyle w:val="ListParagraph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</w:p>
    <w:p w14:paraId="416DF470" w14:textId="65ABCD3E" w:rsidR="00F173F6" w:rsidRDefault="00F173F6" w:rsidP="00F173F6">
      <w:pPr>
        <w:pStyle w:val="ListParagraph"/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F173F6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 </w:t>
      </w:r>
      <w:r w:rsidRPr="00111036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XGBoost Classifier</w:t>
      </w:r>
      <w:r w:rsidRPr="00F173F6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 is trained using the TF-IDF feature vectors.</w:t>
      </w:r>
    </w:p>
    <w:p w14:paraId="66B57F67" w14:textId="77777777" w:rsidR="006F329B" w:rsidRPr="006F329B" w:rsidRDefault="006F329B" w:rsidP="006F329B">
      <w:pPr>
        <w:pStyle w:val="ListParagraph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</w:p>
    <w:p w14:paraId="09D90C32" w14:textId="137C2AE9" w:rsidR="006F329B" w:rsidRDefault="006F329B" w:rsidP="00F173F6">
      <w:pPr>
        <w:pStyle w:val="ListParagraph"/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Xgboost is trained and saved as separate xgb</w:t>
      </w:r>
      <w:r w:rsidR="00934A22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_model.pkl</w:t>
      </w:r>
    </w:p>
    <w:p w14:paraId="2C54A2AE" w14:textId="77777777" w:rsidR="00111036" w:rsidRPr="00111036" w:rsidRDefault="00111036" w:rsidP="00111036">
      <w:pPr>
        <w:pStyle w:val="ListParagraph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</w:p>
    <w:p w14:paraId="2D6D1E91" w14:textId="77777777" w:rsidR="00D02639" w:rsidRDefault="00111036" w:rsidP="00D02639">
      <w:pPr>
        <w:pStyle w:val="ListParagraph"/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LSTM is trained using the Tokenizer feature </w:t>
      </w:r>
    </w:p>
    <w:p w14:paraId="4E3A7951" w14:textId="77777777" w:rsidR="00D02639" w:rsidRPr="00D02639" w:rsidRDefault="00D02639" w:rsidP="00D02639">
      <w:pPr>
        <w:pStyle w:val="ListParagraph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</w:p>
    <w:p w14:paraId="5D94ADA2" w14:textId="77777777" w:rsidR="00D02639" w:rsidRDefault="00F173F6" w:rsidP="00D02639">
      <w:pPr>
        <w:pStyle w:val="ListParagraph"/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D02639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Each model is trained and Performance metrics for each model is calculated .</w:t>
      </w:r>
    </w:p>
    <w:p w14:paraId="2BD5F6EB" w14:textId="77777777" w:rsidR="00D02639" w:rsidRPr="00D02639" w:rsidRDefault="00D02639" w:rsidP="00D02639">
      <w:pPr>
        <w:pStyle w:val="ListParagraph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</w:p>
    <w:p w14:paraId="6C6507EB" w14:textId="4B2D9CB7" w:rsidR="007B5AC2" w:rsidRDefault="00D02639" w:rsidP="00A547BE">
      <w:pPr>
        <w:pStyle w:val="ListParagraph"/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The training precess for these models implemented inside a train.py</w:t>
      </w:r>
    </w:p>
    <w:p w14:paraId="07B6F783" w14:textId="77777777" w:rsidR="00A547BE" w:rsidRPr="00A547BE" w:rsidRDefault="00A547BE" w:rsidP="00A547BE">
      <w:pPr>
        <w:pStyle w:val="ListParagraph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</w:p>
    <w:p w14:paraId="0A480365" w14:textId="77777777" w:rsidR="00A547BE" w:rsidRPr="00A547BE" w:rsidRDefault="00A547BE" w:rsidP="00A547BE">
      <w:pPr>
        <w:pStyle w:val="ListParagraph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</w:p>
    <w:p w14:paraId="3D4A437F" w14:textId="734DF9A1" w:rsidR="00F85B4D" w:rsidRPr="00F85B4D" w:rsidRDefault="0089615F" w:rsidP="00F85B4D">
      <w:pPr>
        <w:pStyle w:val="ListParagraph"/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Lstm model is trained and saved as lstm.h5</w:t>
      </w:r>
    </w:p>
    <w:p w14:paraId="3B3493E5" w14:textId="77777777" w:rsidR="008E6007" w:rsidRDefault="0099568E" w:rsidP="008E6007">
      <w:pPr>
        <w:numPr>
          <w:ilvl w:val="0"/>
          <w:numId w:val="4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A</w:t>
      </w:r>
      <w:r w:rsidRPr="0099568E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fter training, </w:t>
      </w:r>
      <w:r w:rsidRPr="00934A22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performance metrics</w:t>
      </w:r>
      <w:r w:rsidRPr="0099568E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 such as validation accuracy, precision, recall, and F1-score are calculated for each model to evaluate their effectiveness</w:t>
      </w:r>
      <w:r w:rsidR="00F85B4D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 </w:t>
      </w:r>
    </w:p>
    <w:p w14:paraId="4C67A724" w14:textId="085F3D13" w:rsidR="00F173F6" w:rsidRPr="008E6007" w:rsidRDefault="00F173F6" w:rsidP="008E6007">
      <w:pPr>
        <w:numPr>
          <w:ilvl w:val="0"/>
          <w:numId w:val="4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8E6007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Once all models are trained, their validation accuracies are calculated.</w:t>
      </w:r>
    </w:p>
    <w:p w14:paraId="310680E6" w14:textId="77777777" w:rsidR="00F173F6" w:rsidRDefault="00F173F6" w:rsidP="00F173F6">
      <w:pPr>
        <w:pStyle w:val="ListParagraph"/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F173F6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Based on the accuracies, weights are assigned to each model</w:t>
      </w:r>
      <w:r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.</w:t>
      </w:r>
    </w:p>
    <w:p w14:paraId="618BCB19" w14:textId="77777777" w:rsidR="00F173F6" w:rsidRPr="00F173F6" w:rsidRDefault="00F173F6" w:rsidP="00F173F6">
      <w:pPr>
        <w:pStyle w:val="ListParagraph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</w:p>
    <w:p w14:paraId="5E393679" w14:textId="69AD52C0" w:rsidR="00F173F6" w:rsidRPr="00F173F6" w:rsidRDefault="00F173F6" w:rsidP="00D02639">
      <w:pPr>
        <w:pStyle w:val="ListParagraph"/>
        <w:numPr>
          <w:ilvl w:val="0"/>
          <w:numId w:val="5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F173F6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The prediction probabilities from each model are combined using a weighted average </w:t>
      </w:r>
      <w:r w:rsidR="00D02639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method to generate a final prediction</w:t>
      </w:r>
      <w:r w:rsidR="001E5818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 </w:t>
      </w:r>
    </w:p>
    <w:p w14:paraId="15FCFDFA" w14:textId="486CB0F7" w:rsidR="00F173F6" w:rsidRPr="00F173F6" w:rsidRDefault="00F173F6" w:rsidP="00F173F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</w:pPr>
      <w:r w:rsidRPr="00F173F6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 xml:space="preserve">6.Final Prediction </w:t>
      </w:r>
    </w:p>
    <w:p w14:paraId="1D616340" w14:textId="77777777" w:rsidR="00F173F6" w:rsidRPr="00F173F6" w:rsidRDefault="00F173F6" w:rsidP="00F173F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F173F6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The final decision for each URL is based on the stacked probability score:</w:t>
      </w:r>
    </w:p>
    <w:p w14:paraId="0129BFB7" w14:textId="185306E3" w:rsidR="00F173F6" w:rsidRPr="00F173F6" w:rsidRDefault="00F173F6" w:rsidP="00F173F6">
      <w:pPr>
        <w:numPr>
          <w:ilvl w:val="0"/>
          <w:numId w:val="6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F173F6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If the final score is greater than 0.5, the URL is classified as phishing.</w:t>
      </w:r>
    </w:p>
    <w:p w14:paraId="1F84854A" w14:textId="7F3AFAC2" w:rsidR="00F173F6" w:rsidRDefault="00F173F6" w:rsidP="00F173F6">
      <w:pPr>
        <w:numPr>
          <w:ilvl w:val="0"/>
          <w:numId w:val="6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F173F6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If the score is less than or equal to 0.5, the URL is classified as legitimate.</w:t>
      </w:r>
    </w:p>
    <w:p w14:paraId="2A4AF407" w14:textId="626076BC" w:rsidR="0060038E" w:rsidRDefault="0060038E" w:rsidP="00F173F6">
      <w:pPr>
        <w:numPr>
          <w:ilvl w:val="0"/>
          <w:numId w:val="6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The prediction page is </w:t>
      </w:r>
      <w:r w:rsidR="00DE3C0B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used in the predict.html page </w:t>
      </w:r>
    </w:p>
    <w:p w14:paraId="2F0CCCBF" w14:textId="40BB0403" w:rsidR="00F173F6" w:rsidRDefault="00F173F6" w:rsidP="00F173F6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</w:pPr>
      <w:r w:rsidRPr="00F173F6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7.</w:t>
      </w:r>
      <w:r w:rsidR="00D02639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Visualization</w:t>
      </w:r>
    </w:p>
    <w:p w14:paraId="7930B03F" w14:textId="64B7EF96" w:rsidR="00D02639" w:rsidRDefault="00D02639" w:rsidP="00D02639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D02639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Visualizations are created inside Google Colab to better understand model performance and data distributions</w:t>
      </w:r>
      <w:r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.</w:t>
      </w:r>
    </w:p>
    <w:p w14:paraId="39828A7C" w14:textId="1CD20D81" w:rsidR="00D02639" w:rsidRPr="00D02639" w:rsidRDefault="00910A00" w:rsidP="006513D1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Plot and Save</w:t>
      </w:r>
      <w:r w:rsidR="006513D1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 :</w:t>
      </w:r>
    </w:p>
    <w:p w14:paraId="19E44D74" w14:textId="77777777" w:rsidR="00D02639" w:rsidRPr="00D02639" w:rsidRDefault="00D02639" w:rsidP="00D02639">
      <w:pPr>
        <w:numPr>
          <w:ilvl w:val="0"/>
          <w:numId w:val="7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D02639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lastRenderedPageBreak/>
        <w:t>Visualizing the confusion matrix.</w:t>
      </w:r>
    </w:p>
    <w:p w14:paraId="667C2757" w14:textId="77777777" w:rsidR="00D02639" w:rsidRPr="00D02639" w:rsidRDefault="00D02639" w:rsidP="00D02639">
      <w:pPr>
        <w:numPr>
          <w:ilvl w:val="0"/>
          <w:numId w:val="7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D02639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Creating accuracy and loss curves for LSTM training.</w:t>
      </w:r>
    </w:p>
    <w:p w14:paraId="2D876FE0" w14:textId="2C92F2F5" w:rsidR="0099568E" w:rsidRPr="00A547BE" w:rsidRDefault="00D02639" w:rsidP="0099568E">
      <w:pPr>
        <w:numPr>
          <w:ilvl w:val="0"/>
          <w:numId w:val="7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D02639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Comparing performance metrics of different models through bar charts.</w:t>
      </w:r>
    </w:p>
    <w:p w14:paraId="396BF1DB" w14:textId="77777777" w:rsidR="00E36C1F" w:rsidRPr="00727EB7" w:rsidRDefault="00E36C1F" w:rsidP="00E36C1F">
      <w:pPr>
        <w:jc w:val="bot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7</w:t>
      </w:r>
      <w:r w:rsidRPr="00AF2667">
        <w:rPr>
          <w:rFonts w:ascii="Times New Roman" w:hAnsi="Times New Roman" w:cs="Times New Roman"/>
          <w:b/>
          <w:bCs/>
        </w:rPr>
        <w:t>. Run the Project</w:t>
      </w:r>
      <w:r>
        <w:rPr>
          <w:rFonts w:ascii="Times New Roman" w:hAnsi="Times New Roman" w:cs="Times New Roman"/>
          <w:b/>
          <w:bCs/>
        </w:rPr>
        <w:t>:</w:t>
      </w:r>
      <w:r>
        <w:rPr>
          <w:rFonts w:ascii="Times New Roman" w:hAnsi="Times New Roman" w:cs="Times New Roman"/>
        </w:rPr>
        <w:t xml:space="preserve">    </w:t>
      </w:r>
    </w:p>
    <w:p w14:paraId="7D2A321A" w14:textId="77777777" w:rsidR="00E36C1F" w:rsidRPr="00727EB7" w:rsidRDefault="00E36C1F" w:rsidP="00E36C1F">
      <w:pPr>
        <w:numPr>
          <w:ilvl w:val="0"/>
          <w:numId w:val="10"/>
        </w:numPr>
        <w:spacing w:line="259" w:lineRule="auto"/>
        <w:jc w:val="both"/>
        <w:rPr>
          <w:rFonts w:ascii="Times New Roman" w:hAnsi="Times New Roman" w:cs="Times New Roman"/>
        </w:rPr>
      </w:pPr>
      <w:r w:rsidRPr="00727EB7">
        <w:rPr>
          <w:rFonts w:ascii="Times New Roman" w:hAnsi="Times New Roman" w:cs="Times New Roman"/>
        </w:rPr>
        <w:t>Ensure all project files are correctly placed.</w:t>
      </w:r>
    </w:p>
    <w:p w14:paraId="56D0FD97" w14:textId="77777777" w:rsidR="00E36C1F" w:rsidRPr="00727EB7" w:rsidRDefault="00E36C1F" w:rsidP="00E36C1F">
      <w:pPr>
        <w:numPr>
          <w:ilvl w:val="0"/>
          <w:numId w:val="10"/>
        </w:numPr>
        <w:spacing w:line="259" w:lineRule="auto"/>
        <w:jc w:val="both"/>
        <w:rPr>
          <w:rFonts w:ascii="Times New Roman" w:hAnsi="Times New Roman" w:cs="Times New Roman"/>
        </w:rPr>
      </w:pPr>
      <w:r w:rsidRPr="00727EB7">
        <w:rPr>
          <w:rFonts w:ascii="Times New Roman" w:hAnsi="Times New Roman" w:cs="Times New Roman"/>
        </w:rPr>
        <w:t>Create an uploads/ folder if not already present.</w:t>
      </w:r>
    </w:p>
    <w:p w14:paraId="2A9D644C" w14:textId="77777777" w:rsidR="00E36C1F" w:rsidRPr="00727EB7" w:rsidRDefault="00E36C1F" w:rsidP="00E36C1F">
      <w:pPr>
        <w:numPr>
          <w:ilvl w:val="0"/>
          <w:numId w:val="10"/>
        </w:numPr>
        <w:spacing w:line="259" w:lineRule="auto"/>
        <w:jc w:val="both"/>
        <w:rPr>
          <w:rFonts w:ascii="Times New Roman" w:hAnsi="Times New Roman" w:cs="Times New Roman"/>
        </w:rPr>
      </w:pPr>
      <w:r w:rsidRPr="00727EB7">
        <w:rPr>
          <w:rFonts w:ascii="Times New Roman" w:hAnsi="Times New Roman" w:cs="Times New Roman"/>
        </w:rPr>
        <w:t>Activate virtual environment (if used).</w:t>
      </w:r>
    </w:p>
    <w:p w14:paraId="731D744C" w14:textId="77777777" w:rsidR="00E36C1F" w:rsidRPr="00727EB7" w:rsidRDefault="00E36C1F" w:rsidP="00E36C1F">
      <w:pPr>
        <w:numPr>
          <w:ilvl w:val="0"/>
          <w:numId w:val="10"/>
        </w:numPr>
        <w:spacing w:line="259" w:lineRule="auto"/>
        <w:jc w:val="both"/>
        <w:rPr>
          <w:rFonts w:ascii="Times New Roman" w:hAnsi="Times New Roman" w:cs="Times New Roman"/>
        </w:rPr>
      </w:pPr>
      <w:r w:rsidRPr="00727EB7">
        <w:rPr>
          <w:rFonts w:ascii="Times New Roman" w:hAnsi="Times New Roman" w:cs="Times New Roman"/>
        </w:rPr>
        <w:t xml:space="preserve">Open </w:t>
      </w:r>
      <w:r>
        <w:rPr>
          <w:rFonts w:ascii="Times New Roman" w:hAnsi="Times New Roman" w:cs="Times New Roman"/>
        </w:rPr>
        <w:t xml:space="preserve">a </w:t>
      </w:r>
      <w:r w:rsidRPr="00727EB7">
        <w:rPr>
          <w:rFonts w:ascii="Times New Roman" w:hAnsi="Times New Roman" w:cs="Times New Roman"/>
        </w:rPr>
        <w:t>terminal in the project directory.</w:t>
      </w:r>
    </w:p>
    <w:p w14:paraId="4C038CC2" w14:textId="77777777" w:rsidR="00E36C1F" w:rsidRPr="00727EB7" w:rsidRDefault="00E36C1F" w:rsidP="00E36C1F">
      <w:pPr>
        <w:numPr>
          <w:ilvl w:val="0"/>
          <w:numId w:val="10"/>
        </w:numPr>
        <w:spacing w:line="259" w:lineRule="auto"/>
        <w:jc w:val="both"/>
        <w:rPr>
          <w:rFonts w:ascii="Times New Roman" w:hAnsi="Times New Roman" w:cs="Times New Roman"/>
        </w:rPr>
      </w:pPr>
      <w:r w:rsidRPr="00727EB7">
        <w:rPr>
          <w:rFonts w:ascii="Times New Roman" w:hAnsi="Times New Roman" w:cs="Times New Roman"/>
        </w:rPr>
        <w:t>Run the Flask app using:</w:t>
      </w:r>
    </w:p>
    <w:p w14:paraId="3F3BBFC6" w14:textId="77777777" w:rsidR="00E36C1F" w:rsidRPr="00727EB7" w:rsidRDefault="00E36C1F" w:rsidP="00E36C1F">
      <w:pPr>
        <w:numPr>
          <w:ilvl w:val="0"/>
          <w:numId w:val="10"/>
        </w:numPr>
        <w:tabs>
          <w:tab w:val="clear" w:pos="720"/>
        </w:tabs>
        <w:spacing w:line="259" w:lineRule="auto"/>
        <w:jc w:val="both"/>
        <w:rPr>
          <w:rFonts w:ascii="Times New Roman" w:hAnsi="Times New Roman" w:cs="Times New Roman"/>
        </w:rPr>
      </w:pPr>
      <w:r w:rsidRPr="00727EB7">
        <w:rPr>
          <w:rFonts w:ascii="Times New Roman" w:hAnsi="Times New Roman" w:cs="Times New Roman"/>
        </w:rPr>
        <w:t>python app.py</w:t>
      </w:r>
    </w:p>
    <w:p w14:paraId="7238EBD7" w14:textId="77777777" w:rsidR="00E36C1F" w:rsidRPr="00727EB7" w:rsidRDefault="00E36C1F" w:rsidP="00E36C1F">
      <w:pPr>
        <w:numPr>
          <w:ilvl w:val="0"/>
          <w:numId w:val="10"/>
        </w:numPr>
        <w:spacing w:line="259" w:lineRule="auto"/>
        <w:rPr>
          <w:rFonts w:ascii="Times New Roman" w:hAnsi="Times New Roman" w:cs="Times New Roman"/>
          <w:b/>
          <w:bCs/>
        </w:rPr>
      </w:pPr>
      <w:r w:rsidRPr="00727EB7">
        <w:rPr>
          <w:rFonts w:ascii="Times New Roman" w:hAnsi="Times New Roman" w:cs="Times New Roman"/>
        </w:rPr>
        <w:t>Flask</w:t>
      </w:r>
      <w:r>
        <w:rPr>
          <w:rFonts w:ascii="Times New Roman" w:hAnsi="Times New Roman" w:cs="Times New Roman"/>
        </w:rPr>
        <w:t xml:space="preserve"> </w:t>
      </w:r>
      <w:r w:rsidRPr="00727EB7">
        <w:rPr>
          <w:rFonts w:ascii="Times New Roman" w:hAnsi="Times New Roman" w:cs="Times New Roman"/>
        </w:rPr>
        <w:t>server starts at:</w:t>
      </w:r>
      <w:r>
        <w:rPr>
          <w:rFonts w:ascii="Times New Roman" w:hAnsi="Times New Roman" w:cs="Times New Roman"/>
        </w:rPr>
        <w:t xml:space="preserve"> </w:t>
      </w:r>
      <w:r w:rsidRPr="00727EB7">
        <w:rPr>
          <w:rFonts w:ascii="Times New Roman" w:hAnsi="Times New Roman" w:cs="Times New Roman"/>
          <w:b/>
          <w:bCs/>
        </w:rPr>
        <w:t>http://127.0.0.1:5000/</w:t>
      </w:r>
    </w:p>
    <w:p w14:paraId="0CBC79F0" w14:textId="77777777" w:rsidR="00E36C1F" w:rsidRPr="00727EB7" w:rsidRDefault="00E36C1F" w:rsidP="00E36C1F">
      <w:pPr>
        <w:numPr>
          <w:ilvl w:val="0"/>
          <w:numId w:val="10"/>
        </w:numPr>
        <w:spacing w:line="259" w:lineRule="auto"/>
        <w:jc w:val="both"/>
        <w:rPr>
          <w:rFonts w:ascii="Times New Roman" w:hAnsi="Times New Roman" w:cs="Times New Roman"/>
        </w:rPr>
      </w:pPr>
      <w:r w:rsidRPr="00727EB7">
        <w:rPr>
          <w:rFonts w:ascii="Times New Roman" w:hAnsi="Times New Roman" w:cs="Times New Roman"/>
        </w:rPr>
        <w:t>Open the URL in any web browser.</w:t>
      </w:r>
    </w:p>
    <w:p w14:paraId="359EB625" w14:textId="0E65B6BC" w:rsidR="00E36C1F" w:rsidRPr="00727EB7" w:rsidRDefault="006F247D" w:rsidP="00E36C1F">
      <w:pPr>
        <w:numPr>
          <w:ilvl w:val="0"/>
          <w:numId w:val="10"/>
        </w:numPr>
        <w:spacing w:line="259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Type the URL in the browser</w:t>
      </w:r>
    </w:p>
    <w:p w14:paraId="7F59F72A" w14:textId="0CDF2655" w:rsidR="00E36C1F" w:rsidRDefault="00E36C1F" w:rsidP="00E36C1F">
      <w:pPr>
        <w:numPr>
          <w:ilvl w:val="0"/>
          <w:numId w:val="10"/>
        </w:numPr>
        <w:spacing w:line="259" w:lineRule="auto"/>
        <w:jc w:val="both"/>
        <w:rPr>
          <w:rFonts w:ascii="Times New Roman" w:hAnsi="Times New Roman" w:cs="Times New Roman"/>
        </w:rPr>
      </w:pPr>
      <w:r w:rsidRPr="00727EB7">
        <w:rPr>
          <w:rFonts w:ascii="Times New Roman" w:hAnsi="Times New Roman" w:cs="Times New Roman"/>
        </w:rPr>
        <w:t>Wait for the server to process and predict.</w:t>
      </w:r>
    </w:p>
    <w:p w14:paraId="4DB4DD3D" w14:textId="77777777" w:rsidR="00E36C1F" w:rsidRDefault="00E36C1F" w:rsidP="00E36C1F">
      <w:pPr>
        <w:numPr>
          <w:ilvl w:val="0"/>
          <w:numId w:val="10"/>
        </w:numPr>
        <w:spacing w:line="259" w:lineRule="auto"/>
        <w:jc w:val="both"/>
        <w:rPr>
          <w:rFonts w:ascii="Times New Roman" w:hAnsi="Times New Roman" w:cs="Times New Roman"/>
        </w:rPr>
      </w:pPr>
      <w:r w:rsidRPr="00727EB7">
        <w:rPr>
          <w:rFonts w:ascii="Times New Roman" w:hAnsi="Times New Roman" w:cs="Times New Roman"/>
        </w:rPr>
        <w:t>To stop the server, press Ctrl + C in terminal.</w:t>
      </w:r>
    </w:p>
    <w:p w14:paraId="701B0521" w14:textId="77777777" w:rsidR="00E36C1F" w:rsidRPr="00E36C1F" w:rsidRDefault="00E36C1F" w:rsidP="00E36C1F">
      <w:pPr>
        <w:spacing w:line="259" w:lineRule="auto"/>
        <w:ind w:left="720"/>
        <w:jc w:val="both"/>
        <w:rPr>
          <w:rFonts w:ascii="Times New Roman" w:hAnsi="Times New Roman" w:cs="Times New Roman"/>
        </w:rPr>
      </w:pPr>
    </w:p>
    <w:p w14:paraId="62DCD33A" w14:textId="45C05A6E" w:rsidR="00E36C1F" w:rsidRPr="00E36C1F" w:rsidRDefault="00D02639" w:rsidP="00E36C1F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</w:pPr>
      <w:r w:rsidRPr="0099568E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8. User Input Prediction</w:t>
      </w:r>
    </w:p>
    <w:p w14:paraId="2DF21232" w14:textId="77777777" w:rsidR="00D02639" w:rsidRPr="00D02639" w:rsidRDefault="00D02639" w:rsidP="00D02639">
      <w:pPr>
        <w:numPr>
          <w:ilvl w:val="0"/>
          <w:numId w:val="8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D02639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After the models are trained and the ensemble is built, the system also allows real-time URL prediction.</w:t>
      </w:r>
    </w:p>
    <w:p w14:paraId="3AB0D890" w14:textId="77777777" w:rsidR="00D02639" w:rsidRPr="00D02639" w:rsidRDefault="00D02639" w:rsidP="00D02639">
      <w:pPr>
        <w:numPr>
          <w:ilvl w:val="0"/>
          <w:numId w:val="8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D02639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A new URL can be entered by the user into the system.</w:t>
      </w:r>
    </w:p>
    <w:p w14:paraId="2D70E255" w14:textId="77777777" w:rsidR="00D02639" w:rsidRPr="00D02639" w:rsidRDefault="00D02639" w:rsidP="00D02639">
      <w:pPr>
        <w:numPr>
          <w:ilvl w:val="0"/>
          <w:numId w:val="8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D02639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The URL undergoes the same preprocessing and feature extraction steps.</w:t>
      </w:r>
    </w:p>
    <w:p w14:paraId="4A592DA6" w14:textId="76A7AB92" w:rsidR="00D02639" w:rsidRDefault="00D02639" w:rsidP="00F173F6">
      <w:pPr>
        <w:numPr>
          <w:ilvl w:val="0"/>
          <w:numId w:val="8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D02639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It is then passed through the ensemble model to classify whether the URL is Phishing or Legitimate. The final result is displayed to the user </w:t>
      </w:r>
      <w:r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.</w:t>
      </w:r>
    </w:p>
    <w:p w14:paraId="79D42BFA" w14:textId="77777777" w:rsidR="00E36C1F" w:rsidRDefault="00E36C1F" w:rsidP="00A10898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</w:p>
    <w:p w14:paraId="6FF72E66" w14:textId="1D8D067A" w:rsidR="00A10898" w:rsidRDefault="00E36C1F" w:rsidP="00A10898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Implementation Screenshots</w:t>
      </w:r>
      <w:r w:rsidR="00D37B1F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 </w:t>
      </w:r>
    </w:p>
    <w:p w14:paraId="5BBEF2CB" w14:textId="58436B42" w:rsidR="00D37B1F" w:rsidRDefault="00D37B1F" w:rsidP="00A10898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S</w:t>
      </w:r>
      <w:r w:rsidR="00DD4F9D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tep By Step:</w:t>
      </w:r>
    </w:p>
    <w:p w14:paraId="13689DE9" w14:textId="77777777" w:rsidR="00E36C1F" w:rsidRDefault="00E36C1F" w:rsidP="00A10898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</w:p>
    <w:p w14:paraId="06929F48" w14:textId="77777777" w:rsidR="00E36C1F" w:rsidRDefault="00E36C1F" w:rsidP="00A10898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</w:p>
    <w:p w14:paraId="7788736B" w14:textId="0D1E8B5B" w:rsidR="00A10898" w:rsidRDefault="00A10898" w:rsidP="00A10898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A10898">
        <w:rPr>
          <w:rFonts w:ascii="Times New Roman" w:eastAsia="Times New Roman" w:hAnsi="Times New Roman" w:cs="Times New Roman"/>
          <w:noProof/>
          <w:kern w:val="0"/>
          <w:lang w:eastAsia="en-IN"/>
          <w14:ligatures w14:val="none"/>
        </w:rPr>
        <w:drawing>
          <wp:inline distT="0" distB="0" distL="0" distR="0" wp14:anchorId="67D4DD1A" wp14:editId="233C5A0B">
            <wp:extent cx="5731510" cy="3223895"/>
            <wp:effectExtent l="0" t="0" r="2540" b="0"/>
            <wp:docPr id="16338868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886892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DF08F" w14:textId="77777777" w:rsidR="00A10898" w:rsidRDefault="00A10898" w:rsidP="00A10898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</w:p>
    <w:p w14:paraId="7F570047" w14:textId="406D4AD0" w:rsidR="00A10898" w:rsidRDefault="00E36C1F" w:rsidP="00A10898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E36C1F">
        <w:rPr>
          <w:rFonts w:ascii="Times New Roman" w:eastAsia="Times New Roman" w:hAnsi="Times New Roman" w:cs="Times New Roman"/>
          <w:noProof/>
          <w:kern w:val="0"/>
          <w:lang w:eastAsia="en-IN"/>
          <w14:ligatures w14:val="none"/>
        </w:rPr>
        <w:drawing>
          <wp:inline distT="0" distB="0" distL="0" distR="0" wp14:anchorId="3BDBEDB2" wp14:editId="64B73164">
            <wp:extent cx="5731510" cy="3513455"/>
            <wp:effectExtent l="0" t="0" r="2540" b="0"/>
            <wp:docPr id="9669819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98193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1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B66A2" w14:textId="2C132EBD" w:rsidR="00E36C1F" w:rsidRDefault="00E36C1F" w:rsidP="00A10898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E36C1F">
        <w:rPr>
          <w:rFonts w:ascii="Times New Roman" w:eastAsia="Times New Roman" w:hAnsi="Times New Roman" w:cs="Times New Roman"/>
          <w:noProof/>
          <w:kern w:val="0"/>
          <w:lang w:eastAsia="en-IN"/>
          <w14:ligatures w14:val="none"/>
        </w:rPr>
        <w:lastRenderedPageBreak/>
        <w:drawing>
          <wp:inline distT="0" distB="0" distL="0" distR="0" wp14:anchorId="76F4C653" wp14:editId="77CE0116">
            <wp:extent cx="5731510" cy="3223895"/>
            <wp:effectExtent l="0" t="0" r="2540" b="0"/>
            <wp:docPr id="1469812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8121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2285C" w14:textId="77777777" w:rsidR="00E36C1F" w:rsidRDefault="00E36C1F" w:rsidP="00A10898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</w:p>
    <w:p w14:paraId="694B5183" w14:textId="53F63D55" w:rsidR="00E36C1F" w:rsidRDefault="00E36C1F" w:rsidP="00A10898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E36C1F">
        <w:rPr>
          <w:rFonts w:ascii="Times New Roman" w:eastAsia="Times New Roman" w:hAnsi="Times New Roman" w:cs="Times New Roman"/>
          <w:noProof/>
          <w:kern w:val="0"/>
          <w:lang w:eastAsia="en-IN"/>
          <w14:ligatures w14:val="none"/>
        </w:rPr>
        <w:drawing>
          <wp:inline distT="0" distB="0" distL="0" distR="0" wp14:anchorId="289BC544" wp14:editId="393D5351">
            <wp:extent cx="5731510" cy="3223895"/>
            <wp:effectExtent l="0" t="0" r="2540" b="0"/>
            <wp:docPr id="10883614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36140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C630C" w14:textId="77777777" w:rsidR="00E36C1F" w:rsidRDefault="00E36C1F" w:rsidP="00A10898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</w:p>
    <w:p w14:paraId="56D26885" w14:textId="433A9601" w:rsidR="00E36C1F" w:rsidRDefault="00E36C1F" w:rsidP="00A10898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E36C1F">
        <w:rPr>
          <w:rFonts w:ascii="Times New Roman" w:eastAsia="Times New Roman" w:hAnsi="Times New Roman" w:cs="Times New Roman"/>
          <w:noProof/>
          <w:kern w:val="0"/>
          <w:lang w:eastAsia="en-IN"/>
          <w14:ligatures w14:val="none"/>
        </w:rPr>
        <w:lastRenderedPageBreak/>
        <w:drawing>
          <wp:inline distT="0" distB="0" distL="0" distR="0" wp14:anchorId="399982A0" wp14:editId="0A2E1E16">
            <wp:extent cx="5731510" cy="3223895"/>
            <wp:effectExtent l="0" t="0" r="2540" b="0"/>
            <wp:docPr id="3834185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41851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52CF0" w14:textId="77777777" w:rsidR="00E36C1F" w:rsidRDefault="00E36C1F" w:rsidP="00A10898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</w:p>
    <w:p w14:paraId="64A5721D" w14:textId="113206A3" w:rsidR="00E36C1F" w:rsidRDefault="00E36C1F" w:rsidP="00A10898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E36C1F">
        <w:rPr>
          <w:rFonts w:ascii="Times New Roman" w:eastAsia="Times New Roman" w:hAnsi="Times New Roman" w:cs="Times New Roman"/>
          <w:noProof/>
          <w:kern w:val="0"/>
          <w:lang w:eastAsia="en-IN"/>
          <w14:ligatures w14:val="none"/>
        </w:rPr>
        <w:drawing>
          <wp:inline distT="0" distB="0" distL="0" distR="0" wp14:anchorId="47355B34" wp14:editId="1783703F">
            <wp:extent cx="5731510" cy="3223895"/>
            <wp:effectExtent l="0" t="0" r="2540" b="0"/>
            <wp:docPr id="10677951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79519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20F15" w14:textId="77777777" w:rsidR="00E36C1F" w:rsidRDefault="00E36C1F" w:rsidP="00A10898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</w:p>
    <w:p w14:paraId="4D9C3C7F" w14:textId="68D68D38" w:rsidR="00E36C1F" w:rsidRDefault="00E36C1F" w:rsidP="00A10898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E36C1F">
        <w:rPr>
          <w:rFonts w:ascii="Times New Roman" w:eastAsia="Times New Roman" w:hAnsi="Times New Roman" w:cs="Times New Roman"/>
          <w:noProof/>
          <w:kern w:val="0"/>
          <w:lang w:eastAsia="en-IN"/>
          <w14:ligatures w14:val="none"/>
        </w:rPr>
        <w:lastRenderedPageBreak/>
        <w:drawing>
          <wp:inline distT="0" distB="0" distL="0" distR="0" wp14:anchorId="09F47A1C" wp14:editId="0E4E30A0">
            <wp:extent cx="5731510" cy="3223895"/>
            <wp:effectExtent l="0" t="0" r="2540" b="0"/>
            <wp:docPr id="18283261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32619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6B304" w14:textId="77777777" w:rsidR="00E36C1F" w:rsidRDefault="00E36C1F" w:rsidP="00A10898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</w:p>
    <w:p w14:paraId="067578B8" w14:textId="7C5D3A26" w:rsidR="00E36C1F" w:rsidRDefault="00E36C1F" w:rsidP="00A10898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E36C1F">
        <w:rPr>
          <w:rFonts w:ascii="Times New Roman" w:eastAsia="Times New Roman" w:hAnsi="Times New Roman" w:cs="Times New Roman"/>
          <w:noProof/>
          <w:kern w:val="0"/>
          <w:lang w:eastAsia="en-IN"/>
          <w14:ligatures w14:val="none"/>
        </w:rPr>
        <w:drawing>
          <wp:inline distT="0" distB="0" distL="0" distR="0" wp14:anchorId="1F8CBE64" wp14:editId="54922828">
            <wp:extent cx="5731510" cy="3223895"/>
            <wp:effectExtent l="0" t="0" r="2540" b="0"/>
            <wp:docPr id="11942871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28713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2B302" w14:textId="77777777" w:rsidR="00E36C1F" w:rsidRDefault="00E36C1F" w:rsidP="00A10898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</w:p>
    <w:p w14:paraId="356A5C71" w14:textId="0AB12145" w:rsidR="00E36C1F" w:rsidRDefault="00E36C1F" w:rsidP="00A10898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E36C1F">
        <w:rPr>
          <w:rFonts w:ascii="Times New Roman" w:eastAsia="Times New Roman" w:hAnsi="Times New Roman" w:cs="Times New Roman"/>
          <w:noProof/>
          <w:kern w:val="0"/>
          <w:lang w:eastAsia="en-IN"/>
          <w14:ligatures w14:val="none"/>
        </w:rPr>
        <w:lastRenderedPageBreak/>
        <w:drawing>
          <wp:inline distT="0" distB="0" distL="0" distR="0" wp14:anchorId="48560E5C" wp14:editId="2A5ECD2D">
            <wp:extent cx="5731510" cy="3223895"/>
            <wp:effectExtent l="0" t="0" r="2540" b="0"/>
            <wp:docPr id="6688704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87049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528D0" w14:textId="77777777" w:rsidR="00E36C1F" w:rsidRDefault="00E36C1F" w:rsidP="00A10898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</w:p>
    <w:p w14:paraId="41F53ACF" w14:textId="376053A3" w:rsidR="00E36C1F" w:rsidRDefault="00E36C1F" w:rsidP="00A10898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E36C1F">
        <w:rPr>
          <w:rFonts w:ascii="Times New Roman" w:eastAsia="Times New Roman" w:hAnsi="Times New Roman" w:cs="Times New Roman"/>
          <w:noProof/>
          <w:kern w:val="0"/>
          <w:lang w:eastAsia="en-IN"/>
          <w14:ligatures w14:val="none"/>
        </w:rPr>
        <w:drawing>
          <wp:inline distT="0" distB="0" distL="0" distR="0" wp14:anchorId="057556FB" wp14:editId="6A19DCEE">
            <wp:extent cx="5731510" cy="3223895"/>
            <wp:effectExtent l="0" t="0" r="2540" b="0"/>
            <wp:docPr id="1566739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7394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0014D" w14:textId="77777777" w:rsidR="00E36C1F" w:rsidRDefault="00E36C1F" w:rsidP="00A10898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</w:p>
    <w:p w14:paraId="7B726510" w14:textId="77777777" w:rsidR="00E36C1F" w:rsidRDefault="00E36C1F" w:rsidP="00A10898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</w:p>
    <w:p w14:paraId="75990148" w14:textId="77777777" w:rsidR="00E36C1F" w:rsidRDefault="00E36C1F" w:rsidP="00A10898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</w:p>
    <w:p w14:paraId="051E0039" w14:textId="1F654E7C" w:rsidR="00E36C1F" w:rsidRDefault="00E36C1F" w:rsidP="00A10898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E36C1F">
        <w:rPr>
          <w:rFonts w:ascii="Times New Roman" w:eastAsia="Times New Roman" w:hAnsi="Times New Roman" w:cs="Times New Roman"/>
          <w:noProof/>
          <w:kern w:val="0"/>
          <w:lang w:eastAsia="en-IN"/>
          <w14:ligatures w14:val="none"/>
        </w:rPr>
        <w:lastRenderedPageBreak/>
        <w:drawing>
          <wp:inline distT="0" distB="0" distL="0" distR="0" wp14:anchorId="0C80BA2D" wp14:editId="05566F69">
            <wp:extent cx="5731510" cy="3223895"/>
            <wp:effectExtent l="0" t="0" r="2540" b="0"/>
            <wp:docPr id="6617652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76525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50AA4" w14:textId="77777777" w:rsidR="009B567F" w:rsidRDefault="009B567F" w:rsidP="00A10898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</w:p>
    <w:p w14:paraId="594D6FA1" w14:textId="324B8496" w:rsidR="009B567F" w:rsidRDefault="009B567F" w:rsidP="00A10898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9B567F">
        <w:rPr>
          <w:rFonts w:ascii="Times New Roman" w:eastAsia="Times New Roman" w:hAnsi="Times New Roman" w:cs="Times New Roman"/>
          <w:noProof/>
          <w:kern w:val="0"/>
          <w:lang w:eastAsia="en-IN"/>
          <w14:ligatures w14:val="none"/>
        </w:rPr>
        <w:drawing>
          <wp:inline distT="0" distB="0" distL="0" distR="0" wp14:anchorId="162A3DB2" wp14:editId="73F2A4DF">
            <wp:extent cx="5731510" cy="3223895"/>
            <wp:effectExtent l="0" t="0" r="2540" b="0"/>
            <wp:docPr id="18687247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872470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AD12A" w14:textId="63B713BE" w:rsidR="009B567F" w:rsidRDefault="009B567F">
      <w:pPr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br w:type="page"/>
      </w:r>
    </w:p>
    <w:p w14:paraId="017D57EA" w14:textId="77777777" w:rsidR="009B567F" w:rsidRDefault="009B567F" w:rsidP="00A10898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</w:p>
    <w:p w14:paraId="5156890D" w14:textId="49293861" w:rsidR="00F173F6" w:rsidRDefault="009B567F" w:rsidP="00F173F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9B567F">
        <w:rPr>
          <w:rFonts w:ascii="Times New Roman" w:eastAsia="Times New Roman" w:hAnsi="Times New Roman" w:cs="Times New Roman"/>
          <w:noProof/>
          <w:kern w:val="0"/>
          <w:lang w:eastAsia="en-IN"/>
          <w14:ligatures w14:val="none"/>
        </w:rPr>
        <w:drawing>
          <wp:inline distT="0" distB="0" distL="0" distR="0" wp14:anchorId="4D64B622" wp14:editId="0E3AADB4">
            <wp:extent cx="5731510" cy="3223895"/>
            <wp:effectExtent l="0" t="0" r="2540" b="0"/>
            <wp:docPr id="21073159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31590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7F96C" w14:textId="77777777" w:rsidR="009B567F" w:rsidRDefault="009B567F" w:rsidP="00F173F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</w:p>
    <w:p w14:paraId="4BC72C5D" w14:textId="356F09C1" w:rsidR="009B567F" w:rsidRDefault="009B567F" w:rsidP="00F173F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9B567F">
        <w:rPr>
          <w:rFonts w:ascii="Times New Roman" w:eastAsia="Times New Roman" w:hAnsi="Times New Roman" w:cs="Times New Roman"/>
          <w:noProof/>
          <w:kern w:val="0"/>
          <w:lang w:eastAsia="en-IN"/>
          <w14:ligatures w14:val="none"/>
        </w:rPr>
        <w:drawing>
          <wp:inline distT="0" distB="0" distL="0" distR="0" wp14:anchorId="7FD6045B" wp14:editId="6FD8E988">
            <wp:extent cx="5731510" cy="3223895"/>
            <wp:effectExtent l="0" t="0" r="2540" b="0"/>
            <wp:docPr id="11040010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00109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97414" w14:textId="77777777" w:rsidR="009B567F" w:rsidRDefault="009B567F" w:rsidP="00F173F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</w:p>
    <w:p w14:paraId="6478E796" w14:textId="77777777" w:rsidR="009B567F" w:rsidRDefault="009B567F" w:rsidP="00F173F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</w:p>
    <w:p w14:paraId="36AE1138" w14:textId="77777777" w:rsidR="009B567F" w:rsidRDefault="009B567F" w:rsidP="00F173F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</w:p>
    <w:p w14:paraId="39FB32F4" w14:textId="77777777" w:rsidR="009B567F" w:rsidRDefault="009B567F" w:rsidP="00F173F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</w:p>
    <w:p w14:paraId="1821594F" w14:textId="3ED71217" w:rsidR="009B567F" w:rsidRDefault="00141F5C" w:rsidP="00F173F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141F5C">
        <w:rPr>
          <w:rFonts w:ascii="Times New Roman" w:eastAsia="Times New Roman" w:hAnsi="Times New Roman" w:cs="Times New Roman"/>
          <w:noProof/>
          <w:kern w:val="0"/>
          <w:lang w:eastAsia="en-IN"/>
          <w14:ligatures w14:val="none"/>
        </w:rPr>
        <w:lastRenderedPageBreak/>
        <w:drawing>
          <wp:inline distT="0" distB="0" distL="0" distR="0" wp14:anchorId="5BDDD645" wp14:editId="636D1C12">
            <wp:extent cx="5731510" cy="3223895"/>
            <wp:effectExtent l="0" t="0" r="2540" b="0"/>
            <wp:docPr id="10358885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88858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82AA2" w14:textId="77777777" w:rsidR="00141F5C" w:rsidRDefault="00141F5C" w:rsidP="00F173F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</w:p>
    <w:p w14:paraId="288B6A37" w14:textId="5482A4CD" w:rsidR="00141F5C" w:rsidRDefault="00141F5C" w:rsidP="00F173F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141F5C">
        <w:rPr>
          <w:rFonts w:ascii="Times New Roman" w:eastAsia="Times New Roman" w:hAnsi="Times New Roman" w:cs="Times New Roman"/>
          <w:noProof/>
          <w:kern w:val="0"/>
          <w:lang w:eastAsia="en-IN"/>
          <w14:ligatures w14:val="none"/>
        </w:rPr>
        <w:drawing>
          <wp:inline distT="0" distB="0" distL="0" distR="0" wp14:anchorId="32F9390B" wp14:editId="146483AE">
            <wp:extent cx="5731510" cy="3223895"/>
            <wp:effectExtent l="0" t="0" r="2540" b="0"/>
            <wp:docPr id="19165330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53304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9A98A" w14:textId="77777777" w:rsidR="00510F05" w:rsidRDefault="00510F05" w:rsidP="00F173F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</w:p>
    <w:p w14:paraId="70EDB9CD" w14:textId="2E35F4BC" w:rsidR="00510F05" w:rsidRDefault="00510F05" w:rsidP="00F173F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510F05">
        <w:rPr>
          <w:rFonts w:ascii="Times New Roman" w:eastAsia="Times New Roman" w:hAnsi="Times New Roman" w:cs="Times New Roman"/>
          <w:noProof/>
          <w:kern w:val="0"/>
          <w:lang w:eastAsia="en-IN"/>
          <w14:ligatures w14:val="none"/>
        </w:rPr>
        <w:lastRenderedPageBreak/>
        <w:drawing>
          <wp:inline distT="0" distB="0" distL="0" distR="0" wp14:anchorId="66FA8F76" wp14:editId="20F220CB">
            <wp:extent cx="5731510" cy="3223895"/>
            <wp:effectExtent l="0" t="0" r="2540" b="0"/>
            <wp:docPr id="13474880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48801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DC069" w14:textId="77777777" w:rsidR="00510F05" w:rsidRDefault="00510F05" w:rsidP="00F173F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</w:p>
    <w:p w14:paraId="2C8DFE18" w14:textId="20A0F811" w:rsidR="00510F05" w:rsidRDefault="00510F05" w:rsidP="00F173F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510F05">
        <w:rPr>
          <w:rFonts w:ascii="Times New Roman" w:eastAsia="Times New Roman" w:hAnsi="Times New Roman" w:cs="Times New Roman"/>
          <w:noProof/>
          <w:kern w:val="0"/>
          <w:lang w:eastAsia="en-IN"/>
          <w14:ligatures w14:val="none"/>
        </w:rPr>
        <w:drawing>
          <wp:inline distT="0" distB="0" distL="0" distR="0" wp14:anchorId="5A5967D6" wp14:editId="2F3B3267">
            <wp:extent cx="5731510" cy="3223895"/>
            <wp:effectExtent l="0" t="0" r="2540" b="0"/>
            <wp:docPr id="10283138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31383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1E0BF" w14:textId="77777777" w:rsidR="00141F5C" w:rsidRDefault="00141F5C" w:rsidP="00F173F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</w:p>
    <w:p w14:paraId="36A0F855" w14:textId="5D602D50" w:rsidR="00141F5C" w:rsidRPr="00F173F6" w:rsidRDefault="00141F5C" w:rsidP="00F173F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141F5C">
        <w:rPr>
          <w:rFonts w:ascii="Times New Roman" w:eastAsia="Times New Roman" w:hAnsi="Times New Roman" w:cs="Times New Roman"/>
          <w:noProof/>
          <w:kern w:val="0"/>
          <w:lang w:eastAsia="en-IN"/>
          <w14:ligatures w14:val="none"/>
        </w:rPr>
        <w:lastRenderedPageBreak/>
        <w:drawing>
          <wp:inline distT="0" distB="0" distL="0" distR="0" wp14:anchorId="4DB731D9" wp14:editId="6785BD6D">
            <wp:extent cx="5731510" cy="5170170"/>
            <wp:effectExtent l="0" t="0" r="2540" b="0"/>
            <wp:docPr id="14118964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89640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7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9BB02" w14:textId="77777777" w:rsidR="00F173F6" w:rsidRPr="00F173F6" w:rsidRDefault="00F173F6" w:rsidP="00F173F6">
      <w:pPr>
        <w:pStyle w:val="ListParagraph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</w:p>
    <w:p w14:paraId="6EB24C90" w14:textId="77777777" w:rsidR="00F173F6" w:rsidRPr="00F173F6" w:rsidRDefault="00F173F6" w:rsidP="00F173F6">
      <w:pPr>
        <w:pStyle w:val="ListParagraph"/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4707330F" w14:textId="77777777" w:rsidR="00BE58F3" w:rsidRPr="00BE58F3" w:rsidRDefault="00BE58F3" w:rsidP="00BE58F3">
      <w:pPr>
        <w:rPr>
          <w:rFonts w:ascii="Times New Roman" w:hAnsi="Times New Roman" w:cs="Times New Roman"/>
          <w:sz w:val="28"/>
          <w:szCs w:val="28"/>
          <w:lang w:val="en-US"/>
        </w:rPr>
      </w:pPr>
    </w:p>
    <w:sectPr w:rsidR="00BE58F3" w:rsidRPr="00BE58F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0E1A50"/>
    <w:multiLevelType w:val="hybridMultilevel"/>
    <w:tmpl w:val="3726367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A7C6497"/>
    <w:multiLevelType w:val="hybridMultilevel"/>
    <w:tmpl w:val="94C01F6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B83528E"/>
    <w:multiLevelType w:val="multilevel"/>
    <w:tmpl w:val="CDD05B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CC220C5"/>
    <w:multiLevelType w:val="hybridMultilevel"/>
    <w:tmpl w:val="B4CCA1A4"/>
    <w:lvl w:ilvl="0" w:tplc="40090001">
      <w:start w:val="1"/>
      <w:numFmt w:val="bullet"/>
      <w:lvlText w:val=""/>
      <w:lvlJc w:val="left"/>
      <w:pPr>
        <w:ind w:left="787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507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27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47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67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87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107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27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47" w:hanging="360"/>
      </w:pPr>
      <w:rPr>
        <w:rFonts w:ascii="Wingdings" w:hAnsi="Wingdings" w:hint="default"/>
      </w:rPr>
    </w:lvl>
  </w:abstractNum>
  <w:abstractNum w:abstractNumId="4" w15:restartNumberingAfterBreak="0">
    <w:nsid w:val="17765209"/>
    <w:multiLevelType w:val="multilevel"/>
    <w:tmpl w:val="C04471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9BB4A0F"/>
    <w:multiLevelType w:val="hybridMultilevel"/>
    <w:tmpl w:val="CF2660B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8811261"/>
    <w:multiLevelType w:val="hybridMultilevel"/>
    <w:tmpl w:val="7166B484"/>
    <w:lvl w:ilvl="0" w:tplc="40090001">
      <w:start w:val="1"/>
      <w:numFmt w:val="bullet"/>
      <w:lvlText w:val=""/>
      <w:lvlJc w:val="left"/>
      <w:pPr>
        <w:ind w:left="1213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933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653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373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093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813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533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253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973" w:hanging="360"/>
      </w:pPr>
      <w:rPr>
        <w:rFonts w:ascii="Wingdings" w:hAnsi="Wingdings" w:hint="default"/>
      </w:rPr>
    </w:lvl>
  </w:abstractNum>
  <w:abstractNum w:abstractNumId="7" w15:restartNumberingAfterBreak="0">
    <w:nsid w:val="36006777"/>
    <w:multiLevelType w:val="hybridMultilevel"/>
    <w:tmpl w:val="2780CCA8"/>
    <w:lvl w:ilvl="0" w:tplc="40090001">
      <w:start w:val="1"/>
      <w:numFmt w:val="bullet"/>
      <w:lvlText w:val=""/>
      <w:lvlJc w:val="left"/>
      <w:pPr>
        <w:ind w:left="1627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347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067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787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507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227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947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667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387" w:hanging="360"/>
      </w:pPr>
      <w:rPr>
        <w:rFonts w:ascii="Wingdings" w:hAnsi="Wingdings" w:hint="default"/>
      </w:rPr>
    </w:lvl>
  </w:abstractNum>
  <w:abstractNum w:abstractNumId="8" w15:restartNumberingAfterBreak="0">
    <w:nsid w:val="3F724161"/>
    <w:multiLevelType w:val="hybridMultilevel"/>
    <w:tmpl w:val="DC506B8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4785119"/>
    <w:multiLevelType w:val="multilevel"/>
    <w:tmpl w:val="C74061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5526545A"/>
    <w:multiLevelType w:val="hybridMultilevel"/>
    <w:tmpl w:val="9C120AE4"/>
    <w:lvl w:ilvl="0" w:tplc="40090001">
      <w:start w:val="1"/>
      <w:numFmt w:val="bullet"/>
      <w:lvlText w:val=""/>
      <w:lvlJc w:val="left"/>
      <w:pPr>
        <w:ind w:left="857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577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97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017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737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457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177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97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617" w:hanging="360"/>
      </w:pPr>
      <w:rPr>
        <w:rFonts w:ascii="Wingdings" w:hAnsi="Wingdings" w:hint="default"/>
      </w:rPr>
    </w:lvl>
  </w:abstractNum>
  <w:abstractNum w:abstractNumId="11" w15:restartNumberingAfterBreak="0">
    <w:nsid w:val="64E9780F"/>
    <w:multiLevelType w:val="multilevel"/>
    <w:tmpl w:val="6F0A53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6562251A"/>
    <w:multiLevelType w:val="multilevel"/>
    <w:tmpl w:val="2338A8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7F704C93"/>
    <w:multiLevelType w:val="hybridMultilevel"/>
    <w:tmpl w:val="86029F40"/>
    <w:lvl w:ilvl="0" w:tplc="40090001">
      <w:start w:val="1"/>
      <w:numFmt w:val="bullet"/>
      <w:lvlText w:val=""/>
      <w:lvlJc w:val="left"/>
      <w:pPr>
        <w:ind w:left="926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646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366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086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806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526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246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966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686" w:hanging="360"/>
      </w:pPr>
      <w:rPr>
        <w:rFonts w:ascii="Wingdings" w:hAnsi="Wingdings" w:hint="default"/>
      </w:rPr>
    </w:lvl>
  </w:abstractNum>
  <w:num w:numId="1" w16cid:durableId="768282801">
    <w:abstractNumId w:val="13"/>
  </w:num>
  <w:num w:numId="2" w16cid:durableId="806315061">
    <w:abstractNumId w:val="0"/>
  </w:num>
  <w:num w:numId="3" w16cid:durableId="658925483">
    <w:abstractNumId w:val="10"/>
  </w:num>
  <w:num w:numId="4" w16cid:durableId="1567379589">
    <w:abstractNumId w:val="8"/>
  </w:num>
  <w:num w:numId="5" w16cid:durableId="38017322">
    <w:abstractNumId w:val="5"/>
  </w:num>
  <w:num w:numId="6" w16cid:durableId="1172260373">
    <w:abstractNumId w:val="12"/>
  </w:num>
  <w:num w:numId="7" w16cid:durableId="167909329">
    <w:abstractNumId w:val="11"/>
  </w:num>
  <w:num w:numId="8" w16cid:durableId="1668091002">
    <w:abstractNumId w:val="9"/>
  </w:num>
  <w:num w:numId="9" w16cid:durableId="1116482730">
    <w:abstractNumId w:val="2"/>
  </w:num>
  <w:num w:numId="10" w16cid:durableId="1597132785">
    <w:abstractNumId w:val="4"/>
  </w:num>
  <w:num w:numId="11" w16cid:durableId="44137588">
    <w:abstractNumId w:val="7"/>
  </w:num>
  <w:num w:numId="12" w16cid:durableId="103042100">
    <w:abstractNumId w:val="6"/>
  </w:num>
  <w:num w:numId="13" w16cid:durableId="2020159447">
    <w:abstractNumId w:val="1"/>
  </w:num>
  <w:num w:numId="14" w16cid:durableId="1113746532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2214C"/>
    <w:rsid w:val="000E4782"/>
    <w:rsid w:val="00111036"/>
    <w:rsid w:val="00141F5C"/>
    <w:rsid w:val="00141FEE"/>
    <w:rsid w:val="001A14A9"/>
    <w:rsid w:val="001E5818"/>
    <w:rsid w:val="00267217"/>
    <w:rsid w:val="00335105"/>
    <w:rsid w:val="00391079"/>
    <w:rsid w:val="003C0173"/>
    <w:rsid w:val="003E145E"/>
    <w:rsid w:val="00432D3A"/>
    <w:rsid w:val="004429B1"/>
    <w:rsid w:val="00475EC9"/>
    <w:rsid w:val="00510F05"/>
    <w:rsid w:val="00564F0A"/>
    <w:rsid w:val="005860BD"/>
    <w:rsid w:val="005C0DC5"/>
    <w:rsid w:val="0060038E"/>
    <w:rsid w:val="006011C2"/>
    <w:rsid w:val="006513D1"/>
    <w:rsid w:val="00655A43"/>
    <w:rsid w:val="006D20F9"/>
    <w:rsid w:val="006F247D"/>
    <w:rsid w:val="006F329B"/>
    <w:rsid w:val="007174CC"/>
    <w:rsid w:val="00770791"/>
    <w:rsid w:val="007B5AC2"/>
    <w:rsid w:val="00840F28"/>
    <w:rsid w:val="00871A46"/>
    <w:rsid w:val="0089615F"/>
    <w:rsid w:val="008E6007"/>
    <w:rsid w:val="00910A00"/>
    <w:rsid w:val="0092214C"/>
    <w:rsid w:val="00934A22"/>
    <w:rsid w:val="0099568E"/>
    <w:rsid w:val="009A5974"/>
    <w:rsid w:val="009B4B7D"/>
    <w:rsid w:val="009B567F"/>
    <w:rsid w:val="009C1968"/>
    <w:rsid w:val="009F020F"/>
    <w:rsid w:val="00A10898"/>
    <w:rsid w:val="00A547BE"/>
    <w:rsid w:val="00B80CD3"/>
    <w:rsid w:val="00BA4D1A"/>
    <w:rsid w:val="00BB7BAD"/>
    <w:rsid w:val="00BE58F3"/>
    <w:rsid w:val="00C36FA5"/>
    <w:rsid w:val="00CD78B9"/>
    <w:rsid w:val="00CE4A9E"/>
    <w:rsid w:val="00CE70BD"/>
    <w:rsid w:val="00D02639"/>
    <w:rsid w:val="00D22639"/>
    <w:rsid w:val="00D37B1F"/>
    <w:rsid w:val="00D46A01"/>
    <w:rsid w:val="00D90693"/>
    <w:rsid w:val="00DD4F9D"/>
    <w:rsid w:val="00DE3C0B"/>
    <w:rsid w:val="00E17C08"/>
    <w:rsid w:val="00E36C1F"/>
    <w:rsid w:val="00E37032"/>
    <w:rsid w:val="00F173F6"/>
    <w:rsid w:val="00F85B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12F092A"/>
  <w15:chartTrackingRefBased/>
  <w15:docId w15:val="{A9B72B78-B95B-42F9-AB5F-3D110A1D29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2214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2214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2214C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2214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2214C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2214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2214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2214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2214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2214C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92214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2214C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2214C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2214C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2214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2214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2214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2214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2214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2214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2214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2214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2214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2214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2214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2214C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2214C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2214C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2214C"/>
    <w:rPr>
      <w:b/>
      <w:bCs/>
      <w:smallCaps/>
      <w:color w:val="2F5496" w:themeColor="accent1" w:themeShade="BF"/>
      <w:spacing w:val="5"/>
    </w:rPr>
  </w:style>
  <w:style w:type="character" w:styleId="Strong">
    <w:name w:val="Strong"/>
    <w:basedOn w:val="DefaultParagraphFont"/>
    <w:uiPriority w:val="22"/>
    <w:qFormat/>
    <w:rsid w:val="00F173F6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9B4B7D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620768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461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568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987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383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509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589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912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824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133</TotalTime>
  <Pages>13</Pages>
  <Words>550</Words>
  <Characters>3138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SHANMATHI VIJAY</dc:creator>
  <cp:keywords/>
  <dc:description/>
  <cp:lastModifiedBy>SHANMATHI VIJAY</cp:lastModifiedBy>
  <cp:revision>56</cp:revision>
  <dcterms:created xsi:type="dcterms:W3CDTF">2025-04-20T04:38:00Z</dcterms:created>
  <dcterms:modified xsi:type="dcterms:W3CDTF">2025-04-21T07:05:00Z</dcterms:modified>
</cp:coreProperties>
</file>